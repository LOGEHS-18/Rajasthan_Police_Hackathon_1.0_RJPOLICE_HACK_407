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C95CD" w14:textId="77777777" w:rsidR="001D38D1" w:rsidRDefault="001D38D1">
      <w:pPr>
        <w:rPr>
          <w:rFonts w:ascii="Arial Black" w:hAnsi="Arial Black"/>
          <w:lang w:val="en-US"/>
        </w:rPr>
      </w:pPr>
    </w:p>
    <w:p w14:paraId="29545326" w14:textId="05B0FCA8" w:rsidR="001D38D1" w:rsidRDefault="001D38D1">
      <w:pPr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D96982" wp14:editId="368B60C9">
                <wp:simplePos x="0" y="0"/>
                <wp:positionH relativeFrom="column">
                  <wp:posOffset>-311020</wp:posOffset>
                </wp:positionH>
                <wp:positionV relativeFrom="paragraph">
                  <wp:posOffset>170866</wp:posOffset>
                </wp:positionV>
                <wp:extent cx="6484690" cy="6506547"/>
                <wp:effectExtent l="0" t="0" r="11430" b="27940"/>
                <wp:wrapNone/>
                <wp:docPr id="1350228127" name="Text Box 135022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4690" cy="6506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32C88" w14:textId="7EF0378B" w:rsidR="001D38D1" w:rsidRDefault="001D38D1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                                                         </w:t>
                            </w:r>
                            <w:r w:rsidRPr="001D38D1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Progress Status</w:t>
                            </w:r>
                            <w:r>
                              <w:rPr>
                                <w:rFonts w:ascii="Arial Black" w:hAnsi="Arial Black"/>
                                <w:noProof/>
                                <w:sz w:val="20"/>
                                <w:szCs w:val="20"/>
                                <w:lang w:val="en-US"/>
                              </w:rPr>
                              <w:drawing>
                                <wp:inline distT="0" distB="0" distL="0" distR="0" wp14:anchorId="1BC79F1F" wp14:editId="785BE5B6">
                                  <wp:extent cx="6295390" cy="2659310"/>
                                  <wp:effectExtent l="0" t="0" r="0" b="8255"/>
                                  <wp:docPr id="1429238748" name="Picture 1429238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29238748" name="Picture 1429238748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14105" cy="26672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1.Progess completed</w:t>
                            </w:r>
                          </w:p>
                          <w:p w14:paraId="0554180E" w14:textId="1F41A26B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Portal</w:t>
                            </w:r>
                          </w:p>
                          <w:p w14:paraId="18D64081" w14:textId="139C5082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Login and </w:t>
                            </w:r>
                            <w:proofErr w:type="gramStart"/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Sign</w:t>
                            </w:r>
                            <w:proofErr w:type="gramEnd"/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 up</w:t>
                            </w:r>
                          </w:p>
                          <w:p w14:paraId="38CDCFB2" w14:textId="6C60818A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Admin Login </w:t>
                            </w:r>
                          </w:p>
                          <w:p w14:paraId="56A25776" w14:textId="267A4407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Admin Dashboard</w:t>
                            </w:r>
                          </w:p>
                          <w:p w14:paraId="33C4C731" w14:textId="330F4AC6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Chat Bot</w:t>
                            </w:r>
                          </w:p>
                          <w:p w14:paraId="0A26B80E" w14:textId="1485BAFF" w:rsidR="001D38D1" w:rsidRPr="005E39D7" w:rsidRDefault="001D38D1" w:rsidP="005E39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Feedback And </w:t>
                            </w:r>
                            <w:ins w:id="0" w:author="Logesh S" w:date="2023-12-29T00:52:00Z">
                              <w:r w:rsidRPr="005E39D7">
                                <w:rPr>
                                  <w:rFonts w:ascii="Arial Black" w:hAnsi="Arial Black"/>
                                  <w:sz w:val="20"/>
                                  <w:szCs w:val="20"/>
                                  <w:lang w:val="en-US"/>
                                </w:rPr>
                                <w:t>Compl</w:t>
                              </w:r>
                              <w:r w:rsidR="004B083E" w:rsidRPr="005E39D7">
                                <w:rPr>
                                  <w:rFonts w:ascii="Arial Black" w:hAnsi="Arial Black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="00753EC5" w:rsidRPr="005E39D7">
                                <w:rPr>
                                  <w:rFonts w:ascii="Arial Black" w:hAnsi="Arial Black"/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  <w:r w:rsidRPr="005E39D7">
                                <w:rPr>
                                  <w:rFonts w:ascii="Arial Black" w:hAnsi="Arial Black"/>
                                  <w:sz w:val="20"/>
                                  <w:szCs w:val="20"/>
                                  <w:lang w:val="en-US"/>
                                </w:rPr>
                                <w:t>nt</w:t>
                              </w:r>
                            </w:ins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 R</w:t>
                            </w:r>
                            <w:r w:rsidR="00753EC5"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egistration Form </w:t>
                            </w:r>
                          </w:p>
                          <w:p w14:paraId="16965A77" w14:textId="3719C070" w:rsidR="00753EC5" w:rsidRDefault="004B083E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2.Future Plans</w:t>
                            </w:r>
                          </w:p>
                          <w:p w14:paraId="6C8FFE74" w14:textId="35E7C4F8" w:rsidR="005E39D7" w:rsidRPr="005E39D7" w:rsidRDefault="005E39D7" w:rsidP="005E39D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>Sms</w:t>
                            </w:r>
                            <w:proofErr w:type="spellEnd"/>
                            <w:r w:rsidRPr="005E39D7"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 tool</w:t>
                            </w:r>
                          </w:p>
                          <w:p w14:paraId="399817EA" w14:textId="77777777" w:rsidR="001D38D1" w:rsidRDefault="001D38D1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70E063CC" w14:textId="045449E3" w:rsidR="001D38D1" w:rsidRPr="001D38D1" w:rsidRDefault="001D38D1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D96982" id="_x0000_t202" coordsize="21600,21600" o:spt="202" path="m,l,21600r21600,l21600,xe">
                <v:stroke joinstyle="miter"/>
                <v:path gradientshapeok="t" o:connecttype="rect"/>
              </v:shapetype>
              <v:shape id="Text Box 1350228127" o:spid="_x0000_s1026" type="#_x0000_t202" style="position:absolute;margin-left:-24.5pt;margin-top:13.45pt;width:510.6pt;height:512.35pt;z-index:2516582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" fillcolor="white [3201]" strokeweight=".5pt">
                <v:textbox>
                  <w:txbxContent>
                    <w:p w14:paraId="30A32C88" w14:textId="7EF0378B" w:rsidR="001D38D1" w:rsidRDefault="001D38D1">
                      <w:p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                                                         </w:t>
                      </w:r>
                      <w:r w:rsidRPr="001D38D1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Progress Status</w:t>
                      </w:r>
                      <w:r>
                        <w:rPr>
                          <w:rFonts w:ascii="Arial Black" w:hAnsi="Arial Black"/>
                          <w:noProof/>
                          <w:sz w:val="20"/>
                          <w:szCs w:val="20"/>
                          <w:lang w:val="en-US"/>
                        </w:rPr>
                        <w:drawing>
                          <wp:inline distT="0" distB="0" distL="0" distR="0" wp14:anchorId="1BC79F1F" wp14:editId="785BE5B6">
                            <wp:extent cx="6295390" cy="2659310"/>
                            <wp:effectExtent l="0" t="0" r="0" b="8255"/>
                            <wp:docPr id="1429238748" name="Picture 1429238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29238748" name="Picture 1429238748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14105" cy="26672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1.Progess completed</w:t>
                      </w:r>
                    </w:p>
                    <w:p w14:paraId="0554180E" w14:textId="1F41A26B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Portal</w:t>
                      </w:r>
                    </w:p>
                    <w:p w14:paraId="18D64081" w14:textId="139C5082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Login and </w:t>
                      </w:r>
                      <w:proofErr w:type="gramStart"/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Sign</w:t>
                      </w:r>
                      <w:proofErr w:type="gramEnd"/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 up</w:t>
                      </w:r>
                    </w:p>
                    <w:p w14:paraId="38CDCFB2" w14:textId="6C60818A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Admin Login </w:t>
                      </w:r>
                    </w:p>
                    <w:p w14:paraId="56A25776" w14:textId="267A4407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Admin Dashboard</w:t>
                      </w:r>
                    </w:p>
                    <w:p w14:paraId="33C4C731" w14:textId="330F4AC6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Chat Bot</w:t>
                      </w:r>
                    </w:p>
                    <w:p w14:paraId="0A26B80E" w14:textId="1485BAFF" w:rsidR="001D38D1" w:rsidRPr="005E39D7" w:rsidRDefault="001D38D1" w:rsidP="005E39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Feedback And </w:t>
                      </w:r>
                      <w:ins w:id="1" w:author="Logesh S" w:date="2023-12-29T00:52:00Z">
                        <w:r w:rsidRPr="005E39D7">
                          <w:rPr>
                            <w:rFonts w:ascii="Arial Black" w:hAnsi="Arial Black"/>
                            <w:sz w:val="20"/>
                            <w:szCs w:val="20"/>
                            <w:lang w:val="en-US"/>
                          </w:rPr>
                          <w:t>Compl</w:t>
                        </w:r>
                        <w:r w:rsidR="004B083E" w:rsidRPr="005E39D7">
                          <w:rPr>
                            <w:rFonts w:ascii="Arial Black" w:hAnsi="Arial Black"/>
                            <w:sz w:val="20"/>
                            <w:szCs w:val="20"/>
                            <w:lang w:val="en-US"/>
                          </w:rPr>
                          <w:t>i</w:t>
                        </w:r>
                        <w:r w:rsidR="00753EC5" w:rsidRPr="005E39D7">
                          <w:rPr>
                            <w:rFonts w:ascii="Arial Black" w:hAnsi="Arial Black"/>
                            <w:sz w:val="20"/>
                            <w:szCs w:val="20"/>
                            <w:lang w:val="en-US"/>
                          </w:rPr>
                          <w:t>a</w:t>
                        </w:r>
                        <w:r w:rsidRPr="005E39D7">
                          <w:rPr>
                            <w:rFonts w:ascii="Arial Black" w:hAnsi="Arial Black"/>
                            <w:sz w:val="20"/>
                            <w:szCs w:val="20"/>
                            <w:lang w:val="en-US"/>
                          </w:rPr>
                          <w:t>nt</w:t>
                        </w:r>
                      </w:ins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 R</w:t>
                      </w:r>
                      <w:r w:rsidR="00753EC5"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egistration Form </w:t>
                      </w:r>
                    </w:p>
                    <w:p w14:paraId="16965A77" w14:textId="3719C070" w:rsidR="00753EC5" w:rsidRDefault="004B083E">
                      <w:p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2.Future Plans</w:t>
                      </w:r>
                    </w:p>
                    <w:p w14:paraId="6C8FFE74" w14:textId="35E7C4F8" w:rsidR="005E39D7" w:rsidRPr="005E39D7" w:rsidRDefault="005E39D7" w:rsidP="005E39D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>Sms</w:t>
                      </w:r>
                      <w:proofErr w:type="spellEnd"/>
                      <w:r w:rsidRPr="005E39D7"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 tool</w:t>
                      </w:r>
                    </w:p>
                    <w:p w14:paraId="399817EA" w14:textId="77777777" w:rsidR="001D38D1" w:rsidRDefault="001D38D1">
                      <w:p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</w:p>
                    <w:p w14:paraId="70E063CC" w14:textId="045449E3" w:rsidR="001D38D1" w:rsidRPr="001D38D1" w:rsidRDefault="001D38D1">
                      <w:pP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lang w:val="en-US"/>
        </w:rPr>
        <w:br w:type="page"/>
      </w:r>
    </w:p>
    <w:p w14:paraId="1D231579" w14:textId="4EFBB4CF" w:rsidR="000B37AB" w:rsidRDefault="000B37AB">
      <w:pPr>
        <w:rPr>
          <w:rFonts w:ascii="Arial Black" w:hAnsi="Arial Black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0C96F0" wp14:editId="4916F0DB">
                <wp:simplePos x="0" y="0"/>
                <wp:positionH relativeFrom="column">
                  <wp:posOffset>1610616</wp:posOffset>
                </wp:positionH>
                <wp:positionV relativeFrom="paragraph">
                  <wp:posOffset>-658530</wp:posOffset>
                </wp:positionV>
                <wp:extent cx="1891717" cy="364921"/>
                <wp:effectExtent l="0" t="0" r="13335" b="16510"/>
                <wp:wrapNone/>
                <wp:docPr id="272839399" name="Text Box 272839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717" cy="3649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D53902" w14:textId="6E9A45F8" w:rsidR="000B37AB" w:rsidRPr="000B37AB" w:rsidRDefault="000B37AB">
                            <w:pPr>
                              <w:rPr>
                                <w:rFonts w:ascii="Bodoni MT Black" w:hAnsi="Bodoni MT Black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B37AB">
                              <w:rPr>
                                <w:rFonts w:ascii="Bodoni MT Black" w:hAnsi="Bodoni MT Black"/>
                                <w:sz w:val="32"/>
                                <w:szCs w:val="32"/>
                                <w:lang w:val="en-US"/>
                              </w:rPr>
                              <w:t>Progress Status</w:t>
                            </w:r>
                          </w:p>
                          <w:p w14:paraId="796606F2" w14:textId="77777777" w:rsidR="000B37AB" w:rsidRDefault="000B37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C96F0" id="Text Box 272839399" o:spid="_x0000_s1027" type="#_x0000_t202" style="position:absolute;margin-left:126.8pt;margin-top:-51.85pt;width:148.95pt;height:28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" fillcolor="white [3201]" strokeweight=".5pt">
                <v:textbox>
                  <w:txbxContent>
                    <w:p w14:paraId="31D53902" w14:textId="6E9A45F8" w:rsidR="000B37AB" w:rsidRPr="000B37AB" w:rsidRDefault="000B37AB">
                      <w:pPr>
                        <w:rPr>
                          <w:rFonts w:ascii="Bodoni MT Black" w:hAnsi="Bodoni MT Black"/>
                          <w:sz w:val="32"/>
                          <w:szCs w:val="32"/>
                          <w:lang w:val="en-US"/>
                        </w:rPr>
                      </w:pPr>
                      <w:r w:rsidRPr="000B37AB">
                        <w:rPr>
                          <w:rFonts w:ascii="Bodoni MT Black" w:hAnsi="Bodoni MT Black"/>
                          <w:sz w:val="32"/>
                          <w:szCs w:val="32"/>
                          <w:lang w:val="en-US"/>
                        </w:rPr>
                        <w:t>Progress Status</w:t>
                      </w:r>
                    </w:p>
                    <w:p w14:paraId="796606F2" w14:textId="77777777" w:rsidR="000B37AB" w:rsidRDefault="000B37AB"/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lang w:val="en-US"/>
        </w:rPr>
        <w:t>1.WelcomePage</w:t>
      </w:r>
    </w:p>
    <w:p w14:paraId="7C5C5DFF" w14:textId="54058515" w:rsidR="000B37AB" w:rsidRDefault="000B37AB">
      <w:pPr>
        <w:rPr>
          <w:rFonts w:ascii="Arial Black" w:hAnsi="Arial Black"/>
          <w:noProof/>
          <w:lang w:val="en-US"/>
        </w:rPr>
      </w:pPr>
      <w:r>
        <w:rPr>
          <w:rFonts w:ascii="Arial Black" w:hAnsi="Arial Black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2CF5629" wp14:editId="14E61179">
                <wp:simplePos x="0" y="0"/>
                <wp:positionH relativeFrom="column">
                  <wp:posOffset>3263316</wp:posOffset>
                </wp:positionH>
                <wp:positionV relativeFrom="paragraph">
                  <wp:posOffset>751077</wp:posOffset>
                </wp:positionV>
                <wp:extent cx="1614881" cy="1786855"/>
                <wp:effectExtent l="0" t="38100" r="61595" b="23495"/>
                <wp:wrapNone/>
                <wp:docPr id="1751508816" name="Straight Arrow Connector 175150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4881" cy="1786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9EC2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56.95pt;margin-top:59.15pt;width:127.15pt;height:140.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Arial Black" w:hAnsi="Arial Black"/>
          <w:noProof/>
          <w:lang w:val="en-US"/>
        </w:rPr>
        <w:drawing>
          <wp:inline distT="0" distB="0" distL="0" distR="0" wp14:anchorId="59A4208A" wp14:editId="561D3F3D">
            <wp:extent cx="5731510" cy="3223895"/>
            <wp:effectExtent l="0" t="0" r="2540" b="0"/>
            <wp:docPr id="2058594679" name="Picture 205859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679" name="Picture 20585946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68D5" w14:textId="18894EF2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53790B4B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224C1CB3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16F36FFC" w14:textId="65B3157C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2.Sign In</w:t>
      </w:r>
    </w:p>
    <w:p w14:paraId="7A81151B" w14:textId="090D1E10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746FBB1" wp14:editId="66BC0F0E">
                <wp:simplePos x="0" y="0"/>
                <wp:positionH relativeFrom="column">
                  <wp:posOffset>3326235</wp:posOffset>
                </wp:positionH>
                <wp:positionV relativeFrom="paragraph">
                  <wp:posOffset>1689251</wp:posOffset>
                </wp:positionV>
                <wp:extent cx="700481" cy="482367"/>
                <wp:effectExtent l="0" t="0" r="80645" b="51435"/>
                <wp:wrapNone/>
                <wp:docPr id="526789315" name="Straight Arrow Connector 52678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81" cy="482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1F23B" id="Straight Arrow Connector 5" o:spid="_x0000_s1026" type="#_x0000_t32" style="position:absolute;margin-left:261.9pt;margin-top:133pt;width:55.15pt;height:3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Arial Black" w:hAnsi="Arial Black"/>
          <w:noProof/>
          <w:lang w:val="en-US"/>
        </w:rPr>
        <w:drawing>
          <wp:inline distT="0" distB="0" distL="0" distR="0" wp14:anchorId="68B16EC3" wp14:editId="061B0862">
            <wp:extent cx="5731510" cy="3223895"/>
            <wp:effectExtent l="0" t="0" r="2540" b="0"/>
            <wp:docPr id="1195862707" name="Picture 11958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62707" name="Picture 11958627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868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5E21781E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3C55D6A9" w14:textId="191B130A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lastRenderedPageBreak/>
        <w:t>3.Officials Login</w:t>
      </w:r>
    </w:p>
    <w:p w14:paraId="6C1A0A13" w14:textId="55562099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642D7222" wp14:editId="79D89D64">
            <wp:extent cx="5731510" cy="3223895"/>
            <wp:effectExtent l="0" t="0" r="2540" b="0"/>
            <wp:docPr id="753863063" name="Picture 75386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63063" name="Picture 7538630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7E1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624C4C6F" w14:textId="77777777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</w:p>
    <w:p w14:paraId="0E3CF204" w14:textId="7556F51F" w:rsidR="000B37AB" w:rsidRDefault="000B37AB" w:rsidP="000B37AB">
      <w:pPr>
        <w:tabs>
          <w:tab w:val="left" w:pos="1651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 xml:space="preserve">4.Admin </w:t>
      </w:r>
      <w:proofErr w:type="spellStart"/>
      <w:r>
        <w:rPr>
          <w:rFonts w:ascii="Arial Black" w:hAnsi="Arial Black"/>
          <w:lang w:val="en-US"/>
        </w:rPr>
        <w:t>DashBoard</w:t>
      </w:r>
      <w:proofErr w:type="spellEnd"/>
    </w:p>
    <w:p w14:paraId="2A2DA305" w14:textId="5C9755A1" w:rsidR="000B37AB" w:rsidRDefault="000B37AB" w:rsidP="000B37AB">
      <w:pPr>
        <w:tabs>
          <w:tab w:val="left" w:pos="1651"/>
        </w:tabs>
        <w:rPr>
          <w:rFonts w:ascii="Arial Black" w:hAnsi="Arial Black"/>
          <w:noProof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34BCE7B1" wp14:editId="3BB71620">
            <wp:extent cx="5731510" cy="3223895"/>
            <wp:effectExtent l="0" t="0" r="2540" b="0"/>
            <wp:docPr id="2007596248" name="Picture 2007596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6248" name="Picture 20075962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8CEE" w14:textId="77777777" w:rsidR="000B37AB" w:rsidRPr="000B37AB" w:rsidRDefault="000B37AB" w:rsidP="000B37AB">
      <w:pPr>
        <w:rPr>
          <w:rFonts w:ascii="Arial Black" w:hAnsi="Arial Black"/>
          <w:lang w:val="en-US"/>
        </w:rPr>
      </w:pPr>
    </w:p>
    <w:p w14:paraId="6D6035B8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6FE15258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11F970B7" w14:textId="1EF9CAAF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lastRenderedPageBreak/>
        <w:t>5.Home page</w:t>
      </w:r>
    </w:p>
    <w:p w14:paraId="34E56A6C" w14:textId="3E65EB54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6701D054" wp14:editId="38B61101">
            <wp:extent cx="5730608" cy="2441196"/>
            <wp:effectExtent l="0" t="0" r="0" b="0"/>
            <wp:docPr id="1162035597" name="Picture 116203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35597" name="Picture 116203559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2863" r="-2049" b="21404"/>
                    <a:stretch/>
                  </pic:blipFill>
                  <pic:spPr bwMode="auto">
                    <a:xfrm>
                      <a:off x="0" y="0"/>
                      <a:ext cx="5731510" cy="244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D930" w14:textId="163B0CD0" w:rsidR="000B37AB" w:rsidRDefault="000B37AB" w:rsidP="000B37AB">
      <w:pPr>
        <w:tabs>
          <w:tab w:val="left" w:pos="2252"/>
        </w:tabs>
        <w:rPr>
          <w:rFonts w:ascii="Arial Black" w:hAnsi="Arial Black"/>
          <w:noProof/>
          <w:lang w:val="en-US"/>
        </w:rPr>
      </w:pPr>
      <w:r>
        <w:rPr>
          <w:rFonts w:ascii="Arial Black" w:hAnsi="Arial Black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7DB4B5E" wp14:editId="61970813">
                <wp:simplePos x="0" y="0"/>
                <wp:positionH relativeFrom="column">
                  <wp:posOffset>-255864</wp:posOffset>
                </wp:positionH>
                <wp:positionV relativeFrom="paragraph">
                  <wp:posOffset>160515</wp:posOffset>
                </wp:positionV>
                <wp:extent cx="738231" cy="1149292"/>
                <wp:effectExtent l="0" t="0" r="62230" b="51435"/>
                <wp:wrapNone/>
                <wp:docPr id="1578227386" name="Straight Arrow Connector 157822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231" cy="11492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24F95" id="Straight Arrow Connector 10" o:spid="_x0000_s1026" type="#_x0000_t32" style="position:absolute;margin-left:-20.15pt;margin-top:12.65pt;width:58.15pt;height:9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Arial Black" w:hAnsi="Arial Black"/>
          <w:noProof/>
          <w:lang w:val="en-US"/>
        </w:rPr>
        <w:drawing>
          <wp:inline distT="0" distB="0" distL="0" distR="0" wp14:anchorId="0EB23DA2" wp14:editId="3BE0C36D">
            <wp:extent cx="5731302" cy="2837902"/>
            <wp:effectExtent l="0" t="0" r="0" b="0"/>
            <wp:docPr id="149733192" name="Picture 14973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3192" name="Picture 14973319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" t="15092" r="-2122" b="-3123"/>
                    <a:stretch/>
                  </pic:blipFill>
                  <pic:spPr bwMode="auto">
                    <a:xfrm>
                      <a:off x="0" y="0"/>
                      <a:ext cx="5731510" cy="283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DABE" w14:textId="203EB7E2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ab/>
      </w:r>
    </w:p>
    <w:p w14:paraId="0EFA3844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1CB751A5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0DAEAD03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2C578DB9" w14:textId="4687F83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 xml:space="preserve">By click the Feedback block </w:t>
      </w:r>
    </w:p>
    <w:p w14:paraId="13EB11A9" w14:textId="7531E3C1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-&gt;redirect to Feedback Form</w:t>
      </w:r>
    </w:p>
    <w:p w14:paraId="66606024" w14:textId="2E341E3A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 xml:space="preserve">-&gt;data Saved in Admin </w:t>
      </w:r>
      <w:proofErr w:type="spellStart"/>
      <w:r>
        <w:rPr>
          <w:rFonts w:ascii="Arial Black" w:hAnsi="Arial Black"/>
          <w:lang w:val="en-US"/>
        </w:rPr>
        <w:t>DashBoard</w:t>
      </w:r>
      <w:proofErr w:type="spellEnd"/>
    </w:p>
    <w:p w14:paraId="25CB01A8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631B0C32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37F75E38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4A8D488B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03D54337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3AC4915B" w14:textId="3F9DB53D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6.FeedBack System</w:t>
      </w:r>
    </w:p>
    <w:p w14:paraId="4FEB282F" w14:textId="549A0314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3374F460" wp14:editId="214053EF">
            <wp:extent cx="5731510" cy="3383280"/>
            <wp:effectExtent l="0" t="0" r="2540" b="7620"/>
            <wp:docPr id="1648378353" name="Picture 1648378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8353" name="Picture 16483783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A57F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42658D52" w14:textId="77777777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17489323" w14:textId="7BDE90D3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7.Responsive Chat Bot</w:t>
      </w:r>
    </w:p>
    <w:p w14:paraId="1A1D0DCC" w14:textId="0CE62DA4" w:rsidR="000B37AB" w:rsidRDefault="000B37AB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7571A8D1" wp14:editId="567D555A">
            <wp:extent cx="5731510" cy="2190750"/>
            <wp:effectExtent l="0" t="0" r="2540" b="0"/>
            <wp:docPr id="1366063597" name="Picture 136606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63597" name="Picture 13660635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D6F6" w14:textId="77777777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03A63564" w14:textId="77777777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2AE98222" w14:textId="77777777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3CC9E05F" w14:textId="77777777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0C5C92ED" w14:textId="644EC434" w:rsidR="000B37AB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lastRenderedPageBreak/>
        <w:t>7.Give navigation for Feedback Form</w:t>
      </w:r>
    </w:p>
    <w:p w14:paraId="2CCFC1D2" w14:textId="1B4F950E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noProof/>
          <w:lang w:val="en-US"/>
        </w:rPr>
        <w:drawing>
          <wp:inline distT="0" distB="0" distL="0" distR="0" wp14:anchorId="5715F67A" wp14:editId="24A54E5D">
            <wp:extent cx="5731510" cy="2564765"/>
            <wp:effectExtent l="0" t="0" r="2540" b="6985"/>
            <wp:docPr id="885062098" name="Picture 88506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62098" name="Picture 8850620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F78B" w14:textId="77777777" w:rsidR="001D38D1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</w:p>
    <w:p w14:paraId="3C77FECA" w14:textId="627667D8" w:rsidR="001D38D1" w:rsidRPr="000B37AB" w:rsidRDefault="001D38D1" w:rsidP="000B37AB">
      <w:pPr>
        <w:tabs>
          <w:tab w:val="left" w:pos="225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Same Procedure for Complaint Registration</w:t>
      </w:r>
    </w:p>
    <w:sectPr w:rsidR="001D38D1" w:rsidRPr="000B37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A1B39"/>
    <w:multiLevelType w:val="hybridMultilevel"/>
    <w:tmpl w:val="430A34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B4079"/>
    <w:multiLevelType w:val="hybridMultilevel"/>
    <w:tmpl w:val="698CB6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5312052">
    <w:abstractNumId w:val="0"/>
  </w:num>
  <w:num w:numId="2" w16cid:durableId="74534122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ogesh S">
    <w15:presenceInfo w15:providerId="Windows Live" w15:userId="d983acd76760619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7AB"/>
    <w:rsid w:val="000B37AB"/>
    <w:rsid w:val="001D38D1"/>
    <w:rsid w:val="004B083E"/>
    <w:rsid w:val="005E39D7"/>
    <w:rsid w:val="00753EC5"/>
    <w:rsid w:val="0079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D6A18"/>
  <w15:chartTrackingRefBased/>
  <w15:docId w15:val="{EE87BBA0-87F8-46E4-802B-FFC1129C2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9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0DCB0-00F9-4245-8AA0-8A2CA36B9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Logesh S</dc:creator>
  <cp:keywords/>
  <dc:description/>
  <cp:lastModifiedBy>Logesh S</cp:lastModifiedBy>
  <cp:revision>4</cp:revision>
  <dcterms:created xsi:type="dcterms:W3CDTF">2023-12-28T18:59:00Z</dcterms:created>
  <dcterms:modified xsi:type="dcterms:W3CDTF">2023-12-28T19:23:00Z</dcterms:modified>
</cp:coreProperties>
</file>